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091F58"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091F58"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091F58"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091F58"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091F58"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091F58"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091F58"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091F58"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091F58"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091F58"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091F58"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091F58"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4BBCE7EF"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92617A">
                  <w:rPr>
                    <w:rStyle w:val="MLXBodycopyChar"/>
                    <w:i/>
                    <w:sz w:val="22"/>
                  </w:rPr>
                  <w:t>L</w:t>
                </w:r>
                <w:r w:rsidR="0092617A">
                  <w:rPr>
                    <w:rStyle w:val="MLXBodycopyChar"/>
                    <w:i/>
                  </w:rPr>
                  <w:t>ino Tadros</w:t>
                </w:r>
                <w:r w:rsidRPr="00EE6A91">
                  <w:rPr>
                    <w:rStyle w:val="MLXBodycopyChar"/>
                    <w:sz w:val="22"/>
                  </w:rPr>
                  <w:t xml:space="preserve"> </w:t>
                </w:r>
              </w:sdtContent>
            </w:sdt>
          </w:p>
        </w:tc>
        <w:tc>
          <w:tcPr>
            <w:tcW w:w="7200" w:type="dxa"/>
            <w:gridSpan w:val="2"/>
          </w:tcPr>
          <w:p w14:paraId="5B800711" w14:textId="60D56D30"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92617A">
                  <w:rPr>
                    <w:rStyle w:val="MLXBodycopyChar"/>
                    <w:sz w:val="22"/>
                  </w:rPr>
                  <w:t>lino@solliance.net</w:t>
                </w:r>
              </w:sdtContent>
            </w:sdt>
          </w:p>
        </w:tc>
      </w:tr>
      <w:tr w:rsidR="006F0DC5" w:rsidRPr="00EE6A91" w14:paraId="38A08F22" w14:textId="77777777" w:rsidTr="00282C9D">
        <w:trPr>
          <w:cantSplit/>
        </w:trPr>
        <w:tc>
          <w:tcPr>
            <w:tcW w:w="6835" w:type="dxa"/>
            <w:gridSpan w:val="2"/>
          </w:tcPr>
          <w:p w14:paraId="51EF504B" w14:textId="3842B50D" w:rsidR="006F0DC5" w:rsidRPr="00EE6A91" w:rsidRDefault="006F0DC5" w:rsidP="003D3CA8">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 xml:space="preserve">Reviewer of the </w:t>
                    </w:r>
                    <w:r w:rsidR="003D3CA8">
                      <w:rPr>
                        <w:rStyle w:val="MLXBodycopyChar"/>
                        <w:sz w:val="22"/>
                      </w:rPr>
                      <w:t>October</w:t>
                    </w:r>
                  </w:sdtContent>
                </w:sdt>
                <w:r w:rsidRPr="00EE6A91">
                  <w:t xml:space="preserve"> </w:t>
                </w:r>
                <w:r w:rsidR="0092617A">
                  <w:t>Test/Fix cycle</w:t>
                </w:r>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7AFC1937" w:rsidR="006F0DC5" w:rsidRPr="00EE6A91" w:rsidRDefault="00C91977" w:rsidP="003D3CA8">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r w:rsidR="0092617A">
                  <w:rPr>
                    <w:rStyle w:val="MLXBodycopyChar"/>
                    <w:sz w:val="22"/>
                  </w:rPr>
                  <w:t xml:space="preserve">Microsoft Cloud Workshop – </w:t>
                </w:r>
                <w:r w:rsidR="003D3CA8">
                  <w:rPr>
                    <w:rStyle w:val="MLXBodycopyChar"/>
                    <w:sz w:val="22"/>
                  </w:rPr>
                  <w:t>Intelligent Analytics</w:t>
                </w:r>
                <w:r w:rsidR="0092617A">
                  <w:rPr>
                    <w:rStyle w:val="MLXBodycopyChar"/>
                    <w:sz w:val="22"/>
                  </w:rPr>
                  <w:t xml:space="preserve"> – </w:t>
                </w:r>
                <w:r w:rsidR="003D3CA8">
                  <w:rPr>
                    <w:rStyle w:val="MLXBodycopyChar"/>
                    <w:sz w:val="22"/>
                  </w:rPr>
                  <w:t>October</w:t>
                </w:r>
                <w:r w:rsidR="0092617A">
                  <w:rPr>
                    <w:rStyle w:val="MLXBodycopyChar"/>
                    <w:sz w:val="22"/>
                  </w:rPr>
                  <w:t xml:space="preserve"> 2018</w:t>
                </w:r>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091F58"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091F58"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091F58"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091F58"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091F58" w:rsidP="00565D1E">
            <w:pPr>
              <w:pStyle w:val="MLXBodycopy"/>
              <w:rPr>
                <w:rStyle w:val="MLXTipheading"/>
                <w:rFonts w:ascii="Segoe UI" w:eastAsia="Times New Roman" w:hAnsi="Segoe UI"/>
                <w:color w:val="auto"/>
              </w:rPr>
            </w:pPr>
            <w:sdt>
              <w:sdtPr>
                <w:rPr>
                  <w:rFonts w:ascii="Segoe UI Semibold" w:eastAsiaTheme="minorEastAsia" w:hAnsi="Segoe UI Semibold"/>
                  <w:color w:val="D83B01"/>
                  <w:sz w:val="22"/>
                </w:rPr>
                <w:id w:val="-18853017"/>
                <w15:color w:val="FF6600"/>
                <w14:checkbox>
                  <w14:checked w14:val="1"/>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091F58"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091F58"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091F58"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091F58"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091F58"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091F58"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091F58"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091F58"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091F58"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091F58"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091F58"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8" w:name="_Toc514186927"/>
      <w:r>
        <w:lastRenderedPageBreak/>
        <w:t>Licensing</w:t>
      </w:r>
      <w:bookmarkEnd w:id="8"/>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9"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091F58">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77777777" w:rsidR="005D1AA0" w:rsidRPr="00F31F92" w:rsidRDefault="005D1AA0"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228563D6" w:rsidR="005D1AA0" w:rsidRPr="00F31F92" w:rsidRDefault="0092617A"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0"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0"/>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1" w:name="_Toc514186928"/>
      <w:r>
        <w:lastRenderedPageBreak/>
        <w:t>Accessibility</w:t>
      </w:r>
      <w:bookmarkEnd w:id="11"/>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2"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2"/>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3" w:name="_Toc514186929"/>
      <w:r>
        <w:lastRenderedPageBreak/>
        <w:t>Global readiness</w:t>
      </w:r>
      <w:bookmarkEnd w:id="13"/>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4" w:name="_Toc471288493"/>
    </w:p>
    <w:p w14:paraId="636EADAE" w14:textId="77777777" w:rsidR="006F0DC5" w:rsidRDefault="006F0DC5" w:rsidP="006F0DC5"/>
    <w:p w14:paraId="2809D5DD" w14:textId="77777777" w:rsidR="006F0DC5" w:rsidRDefault="006F0DC5" w:rsidP="00F66966">
      <w:pPr>
        <w:pStyle w:val="MLXHeading1"/>
      </w:pPr>
      <w:bookmarkStart w:id="15" w:name="_Toc514186930"/>
      <w:r w:rsidRPr="006D567E">
        <w:t>Sign off</w:t>
      </w:r>
      <w:bookmarkEnd w:id="15"/>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40058D02" w:rsidR="00F50E61" w:rsidRPr="003B49E7" w:rsidRDefault="0092617A" w:rsidP="006F0DC5">
                <w:pPr>
                  <w:textAlignment w:val="baseline"/>
                  <w:rPr>
                    <w:rFonts w:ascii="Segoe UI" w:hAnsi="Segoe UI" w:cs="Segoe UI"/>
                    <w:color w:val="000000"/>
                    <w:sz w:val="28"/>
                  </w:rPr>
                </w:pPr>
                <w:r>
                  <w:rPr>
                    <w:rFonts w:ascii="Segoe UI" w:hAnsi="Segoe UI" w:cs="Segoe UI"/>
                    <w:color w:val="000000"/>
                    <w:sz w:val="28"/>
                  </w:rPr>
                  <w:t>Lino Tadros</w:t>
                </w:r>
              </w:p>
            </w:tc>
          </w:sdtContent>
        </w:sdt>
        <w:sdt>
          <w:sdtPr>
            <w:rPr>
              <w:rFonts w:ascii="Segoe UI" w:hAnsi="Segoe UI" w:cs="Segoe UI"/>
              <w:color w:val="000000"/>
              <w:sz w:val="28"/>
            </w:rPr>
            <w:id w:val="737904860"/>
            <w:placeholder>
              <w:docPart w:val="DefaultPlaceholder_-1854013438"/>
            </w:placeholder>
            <w:date w:fullDate="2018-10-13T00:00:00Z">
              <w:dateFormat w:val="M/d/yyyy"/>
              <w:lid w:val="en-US"/>
              <w:storeMappedDataAs w:val="dateTime"/>
              <w:calendar w:val="gregorian"/>
            </w:date>
          </w:sdtPr>
          <w:sdtEndPr/>
          <w:sdtContent>
            <w:tc>
              <w:tcPr>
                <w:tcW w:w="2845" w:type="dxa"/>
              </w:tcPr>
              <w:p w14:paraId="51B55CA3" w14:textId="10CBC929" w:rsidR="00F50E61" w:rsidRPr="003B49E7" w:rsidRDefault="007D607C" w:rsidP="006F0DC5">
                <w:pPr>
                  <w:textAlignment w:val="baseline"/>
                  <w:rPr>
                    <w:rFonts w:ascii="Segoe UI" w:hAnsi="Segoe UI" w:cs="Segoe UI"/>
                    <w:color w:val="000000"/>
                    <w:sz w:val="28"/>
                  </w:rPr>
                </w:pPr>
                <w:r>
                  <w:rPr>
                    <w:rFonts w:ascii="Segoe UI" w:hAnsi="Segoe UI" w:cs="Segoe UI"/>
                    <w:color w:val="000000"/>
                    <w:sz w:val="28"/>
                  </w:rPr>
                  <w:t>10/13/2018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4"/>
      <w:r w:rsidR="00D62787">
        <w:br w:type="page"/>
      </w:r>
    </w:p>
    <w:p w14:paraId="331565F9" w14:textId="77777777" w:rsidR="000577EC" w:rsidRDefault="000577EC" w:rsidP="00F66966">
      <w:pPr>
        <w:pStyle w:val="MLXHeading1"/>
      </w:pPr>
      <w:bookmarkStart w:id="16" w:name="_Toc514186931"/>
      <w:r>
        <w:lastRenderedPageBreak/>
        <w:t>Appendix A: Permissions log</w:t>
      </w:r>
      <w:bookmarkEnd w:id="16"/>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091F58"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091F58"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Page/slide/worksheet location</w:t>
            </w:r>
            <w:r>
              <w:t>:</w:t>
            </w:r>
            <w:r w:rsidR="00541247">
              <w:t>Slide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091F58"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091F58"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091F58"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091F58"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091F58"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091F58"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091F58"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091F58"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091F58"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091F58"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091F58"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091F58"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091F58"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091F58"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091F58"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091F58"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091F58"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091F58"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091F58"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091F58"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091F58"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091F58"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7" w:name="_Toc514186932"/>
      <w:r>
        <w:lastRenderedPageBreak/>
        <w:t>Appendix B: Permission documentation example</w:t>
      </w:r>
      <w:bookmarkEnd w:id="17"/>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8" w:name="_Toc514186933"/>
      <w:r>
        <w:lastRenderedPageBreak/>
        <w:t xml:space="preserve">Appendix </w:t>
      </w:r>
      <w:r w:rsidR="000577EC">
        <w:t>C</w:t>
      </w:r>
      <w:r>
        <w:t>: Useful contact</w:t>
      </w:r>
      <w:r w:rsidR="009908CE">
        <w:t>s</w:t>
      </w:r>
      <w:r>
        <w:t xml:space="preserve"> and resources</w:t>
      </w:r>
      <w:bookmarkEnd w:id="18"/>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091F58"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091F58"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091F58"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091F58"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091F58"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091F58"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091F58"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091F58"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default" r:id="rId63"/>
      <w:footerReference w:type="default" r:id="rId64"/>
      <w:headerReference w:type="first" r:id="rId65"/>
      <w:footerReference w:type="first" r:id="rId66"/>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C7853" w14:textId="77777777" w:rsidR="00091F58" w:rsidRDefault="00091F58" w:rsidP="00BB47D4">
      <w:pPr>
        <w:spacing w:after="0" w:line="240" w:lineRule="auto"/>
      </w:pPr>
      <w:r>
        <w:separator/>
      </w:r>
    </w:p>
  </w:endnote>
  <w:endnote w:type="continuationSeparator" w:id="0">
    <w:p w14:paraId="1BE4586D" w14:textId="77777777" w:rsidR="00091F58" w:rsidRDefault="00091F58" w:rsidP="00BB47D4">
      <w:pPr>
        <w:spacing w:after="0" w:line="240" w:lineRule="auto"/>
      </w:pPr>
      <w:r>
        <w:continuationSeparator/>
      </w:r>
    </w:p>
  </w:endnote>
  <w:endnote w:type="continuationNotice" w:id="1">
    <w:p w14:paraId="68133D7C" w14:textId="77777777" w:rsidR="00091F58" w:rsidRDefault="00091F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7D607C" w:rsidRPr="007D607C">
      <w:rPr>
        <w:rFonts w:asciiTheme="minorHAnsi" w:eastAsiaTheme="minorEastAsia" w:hAnsiTheme="minorHAnsi" w:cstheme="minorBidi"/>
        <w:noProof/>
        <w:spacing w:val="0"/>
        <w:kern w:val="0"/>
        <w:sz w:val="22"/>
        <w:szCs w:val="22"/>
      </w:rPr>
      <w:t>12</w:t>
    </w:r>
    <w:r w:rsidR="0088692D" w:rsidRPr="00DA55BF">
      <w:rPr>
        <w:rFonts w:asciiTheme="minorHAnsi" w:eastAsiaTheme="minorEastAsia" w:hAnsiTheme="minorHAnsi" w:cstheme="minorBidi"/>
        <w:spacing w:val="0"/>
        <w:kern w:val="0"/>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7A0774" w:rsidRPr="007A0774">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9788D" w14:textId="77777777" w:rsidR="00091F58" w:rsidRDefault="00091F58" w:rsidP="00BB47D4">
      <w:pPr>
        <w:spacing w:after="0" w:line="240" w:lineRule="auto"/>
      </w:pPr>
      <w:r>
        <w:separator/>
      </w:r>
    </w:p>
  </w:footnote>
  <w:footnote w:type="continuationSeparator" w:id="0">
    <w:p w14:paraId="3773D560" w14:textId="77777777" w:rsidR="00091F58" w:rsidRDefault="00091F58" w:rsidP="00BB47D4">
      <w:pPr>
        <w:spacing w:after="0" w:line="240" w:lineRule="auto"/>
      </w:pPr>
      <w:r>
        <w:continuationSeparator/>
      </w:r>
    </w:p>
  </w:footnote>
  <w:footnote w:type="continuationNotice" w:id="1">
    <w:p w14:paraId="782B2705" w14:textId="77777777" w:rsidR="00091F58" w:rsidRDefault="00091F5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1F58"/>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3CA8"/>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0774"/>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07C"/>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customStyle="1"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customStyle="1"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63" Type="http://schemas.openxmlformats.org/officeDocument/2006/relationships/header" Target="header1.xml"/><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microsoft.sharepoint.com/teams/celaGlobalReadiness/Pages/MapsandGlobes.aspx" TargetMode="External"/><Relationship Id="rId19" Type="http://schemas.openxmlformats.org/officeDocument/2006/relationships/hyperlink" Target="https://microsoft.sharepoint.com/sites/lcaweb/Home/Business-Conduct-and-Compliance/Confidential-Information/Confidential-Information" TargetMode="Externa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fontTable" Target="fontTable.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10" Type="http://schemas.openxmlformats.org/officeDocument/2006/relationships/endnotes" Target="endnotes.xm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39" Type="http://schemas.openxmlformats.org/officeDocument/2006/relationships/hyperlink" Target="https://microsoft.sharepoint.com/teams/learning/GCL/Pages/Home.aspx?TAB=4%3ACompliance" TargetMode="External"/><Relationship Id="rId34" Type="http://schemas.openxmlformats.org/officeDocument/2006/relationships/hyperlink" Target="https://microsoft.sharepoint.com/teams/celaGlobalReadiness/Pages/Inquiry.aspx"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7D6"/>
    <w:rsid w:val="00896DED"/>
    <w:rsid w:val="0091227F"/>
    <w:rsid w:val="00914384"/>
    <w:rsid w:val="00923D95"/>
    <w:rsid w:val="00930D1B"/>
    <w:rsid w:val="00950477"/>
    <w:rsid w:val="009528C7"/>
    <w:rsid w:val="00952C85"/>
    <w:rsid w:val="00954361"/>
    <w:rsid w:val="0096166E"/>
    <w:rsid w:val="00976404"/>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4.xml><?xml version="1.0" encoding="utf-8"?>
<ds:datastoreItem xmlns:ds="http://schemas.openxmlformats.org/officeDocument/2006/customXml" ds:itemID="{95C23B1C-9E2B-4D20-993D-273BAF3F7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3725</Words>
  <Characters>21235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2018-10-13T16:10:00Z</dcterms:created>
  <dcterms:modified xsi:type="dcterms:W3CDTF">2018-10-13T16:13:00Z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